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do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8">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A">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C">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E">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0">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2">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4">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6">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firstLine="1133.8582677165355"/>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F">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A</w:t>
            </w:r>
          </w:p>
        </w:tc>
        <w:tc>
          <w:tcPr>
            <w:vAlign w:val="center"/>
          </w:tcPr>
          <w:p w:rsidR="00000000" w:rsidDel="00000000" w:rsidP="00000000" w:rsidRDefault="00000000" w:rsidRPr="00000000" w14:paraId="00000101">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3">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5">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6">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7">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8">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9">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A">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B">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C">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0D">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0E">
            <w:pPr>
              <w:ind w:firstLine="0"/>
              <w:rPr/>
            </w:pPr>
            <w:r w:rsidDel="00000000" w:rsidR="00000000" w:rsidRPr="00000000">
              <w:rPr>
                <w:rtl w:val="0"/>
              </w:rPr>
              <w:t xml:space="preserve">pA</w:t>
            </w:r>
          </w:p>
        </w:tc>
        <w:tc>
          <w:tcPr>
            <w:vAlign w:val="center"/>
          </w:tcPr>
          <w:p w:rsidR="00000000" w:rsidDel="00000000" w:rsidP="00000000" w:rsidRDefault="00000000" w:rsidRPr="00000000" w14:paraId="0000010F">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0">
            <w:pPr>
              <w:ind w:firstLine="0"/>
              <w:rPr/>
            </w:pPr>
            <w:r w:rsidDel="00000000" w:rsidR="00000000" w:rsidRPr="00000000">
              <w:rPr>
                <w:rtl w:val="0"/>
              </w:rPr>
              <w:t xml:space="preserve">V</w:t>
            </w:r>
          </w:p>
        </w:tc>
        <w:tc>
          <w:tcPr>
            <w:vAlign w:val="center"/>
          </w:tcPr>
          <w:p w:rsidR="00000000" w:rsidDel="00000000" w:rsidP="00000000" w:rsidRDefault="00000000" w:rsidRPr="00000000" w14:paraId="00000111">
            <w:pPr>
              <w:ind w:firstLine="0"/>
              <w:rPr/>
            </w:pPr>
            <w:r w:rsidDel="00000000" w:rsidR="00000000" w:rsidRPr="00000000">
              <w:rPr>
                <w:rtl w:val="0"/>
              </w:rPr>
              <w:t xml:space="preserve">Volts</w:t>
            </w:r>
          </w:p>
        </w:tc>
      </w:tr>
    </w:tbl>
    <w:p w:rsidR="00000000" w:rsidDel="00000000" w:rsidP="00000000" w:rsidRDefault="00000000" w:rsidRPr="00000000" w14:paraId="00000112">
      <w:pPr>
        <w:ind w:firstLine="0"/>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spacing w:before="0" w:line="240" w:lineRule="auto"/>
        <w:ind w:firstLine="0"/>
        <w:jc w:val="center"/>
        <w:rPr/>
      </w:pPr>
      <w:r w:rsidDel="00000000" w:rsidR="00000000" w:rsidRPr="00000000">
        <w:rPr>
          <w:rtl w:val="0"/>
        </w:rPr>
      </w:r>
    </w:p>
    <w:p w:rsidR="00000000" w:rsidDel="00000000" w:rsidP="00000000" w:rsidRDefault="00000000" w:rsidRPr="00000000" w14:paraId="00000115">
      <w:pPr>
        <w:spacing w:before="0" w:line="240" w:lineRule="auto"/>
        <w:ind w:firstLine="0"/>
        <w:jc w:val="center"/>
        <w:rPr/>
      </w:pPr>
      <w:r w:rsidDel="00000000" w:rsidR="00000000" w:rsidRPr="00000000">
        <w:rPr>
          <w:rtl w:val="0"/>
        </w:rPr>
      </w:r>
    </w:p>
    <w:p w:rsidR="00000000" w:rsidDel="00000000" w:rsidP="00000000" w:rsidRDefault="00000000" w:rsidRPr="00000000" w14:paraId="00000116">
      <w:pPr>
        <w:spacing w:before="0" w:line="240" w:lineRule="auto"/>
        <w:ind w:firstLine="0"/>
        <w:jc w:val="center"/>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A">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6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6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0">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3">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5">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7D">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F">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2">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3">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4">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5">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6">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8">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9">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A">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B">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D">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E">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F">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0">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0" name="image5.png"/>
            <a:graphic>
              <a:graphicData uri="http://schemas.openxmlformats.org/drawingml/2006/picture">
                <pic:pic>
                  <pic:nvPicPr>
                    <pic:cNvPr id="0" name="image5.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3">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4">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5">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6">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7">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8">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A">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B">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9C">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9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9" name="image2.png"/>
            <a:graphic>
              <a:graphicData uri="http://schemas.openxmlformats.org/drawingml/2006/picture">
                <pic:pic>
                  <pic:nvPicPr>
                    <pic:cNvPr id="0" name="image2.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F">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0">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1">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2">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5">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6">
      <w:pPr>
        <w:spacing w:before="0" w:line="240" w:lineRule="auto"/>
        <w:ind w:firstLine="0"/>
        <w:rPr/>
      </w:pPr>
      <w:r w:rsidDel="00000000" w:rsidR="00000000" w:rsidRPr="00000000">
        <w:rPr>
          <w:rtl w:val="0"/>
        </w:rPr>
      </w:r>
    </w:p>
    <w:p w:rsidR="00000000" w:rsidDel="00000000" w:rsidP="00000000" w:rsidRDefault="00000000" w:rsidRPr="00000000" w14:paraId="000001A7">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8">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9">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F">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4">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5">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6">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8">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9">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A">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B">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BD">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F">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2">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3">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4">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5">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6">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7">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A">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B">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C">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CD">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E">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F">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0">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1">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2">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3">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4">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5">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6">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7">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8" name="image4.png"/>
            <a:graphic>
              <a:graphicData uri="http://schemas.openxmlformats.org/drawingml/2006/picture">
                <pic:pic>
                  <pic:nvPicPr>
                    <pic:cNvPr id="0" name="image4.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9">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A">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B">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DC">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DD">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DE">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0">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E1">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E2">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A">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F0">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F1">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F2">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F3">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F4">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F5">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6">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8">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9">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A">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B">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C">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FD">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F">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00">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01">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02">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04">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9">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A">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D">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0E">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F">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1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12">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13">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4">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15">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2" name="image20.png"/>
            <a:graphic>
              <a:graphicData uri="http://schemas.openxmlformats.org/drawingml/2006/picture">
                <pic:pic>
                  <pic:nvPicPr>
                    <pic:cNvPr id="0" name="image20.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8">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9">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A">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4" name="image16.png"/>
            <a:graphic>
              <a:graphicData uri="http://schemas.openxmlformats.org/drawingml/2006/picture">
                <pic:pic>
                  <pic:nvPicPr>
                    <pic:cNvPr id="0" name="image16.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D">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1E">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F">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20">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21">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22">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23">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24">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25">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6">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7">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8">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9">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A">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B">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2C">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2D">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2E">
      <w:pPr>
        <w:ind w:firstLine="0"/>
        <w:rPr/>
      </w:pPr>
      <w:r w:rsidDel="00000000" w:rsidR="00000000" w:rsidRPr="00000000">
        <w:rPr>
          <w:rtl w:val="0"/>
        </w:rPr>
        <w:t xml:space="preserve">Onde:</w:t>
      </w:r>
    </w:p>
    <w:p w:rsidR="00000000" w:rsidDel="00000000" w:rsidP="00000000" w:rsidRDefault="00000000" w:rsidRPr="00000000" w14:paraId="0000022F">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30">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31">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32">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33">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3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3" name="image10.png"/>
            <a:graphic>
              <a:graphicData uri="http://schemas.openxmlformats.org/drawingml/2006/picture">
                <pic:pic>
                  <pic:nvPicPr>
                    <pic:cNvPr id="0" name="image10.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7">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8">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9">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1" name="image19.png"/>
            <a:graphic>
              <a:graphicData uri="http://schemas.openxmlformats.org/drawingml/2006/picture">
                <pic:pic>
                  <pic:nvPicPr>
                    <pic:cNvPr id="0" name="image19.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3C">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3D">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F">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5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1">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52">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53">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54">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55">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6">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7">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8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3">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84">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85">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7">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9">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8C">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8D">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8E">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F">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90">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91">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92">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93">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94">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95">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6">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8">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A">
      <w:pPr>
        <w:spacing w:after="240" w:line="360" w:lineRule="auto"/>
        <w:ind w:left="0" w:firstLine="0"/>
        <w:jc w:val="left"/>
        <w:rPr/>
      </w:pPr>
      <w:r w:rsidDel="00000000" w:rsidR="00000000" w:rsidRPr="00000000">
        <w:rPr>
          <w:rtl w:val="0"/>
        </w:rPr>
      </w:r>
    </w:p>
    <w:p w:rsidR="00000000" w:rsidDel="00000000" w:rsidP="00000000" w:rsidRDefault="00000000" w:rsidRPr="00000000" w14:paraId="0000029B">
      <w:pPr>
        <w:spacing w:after="240" w:line="240" w:lineRule="auto"/>
        <w:ind w:left="0" w:firstLine="0"/>
        <w:jc w:val="left"/>
        <w:rPr/>
      </w:pPr>
      <w:r w:rsidDel="00000000" w:rsidR="00000000" w:rsidRPr="00000000">
        <w:rPr>
          <w:rtl w:val="0"/>
        </w:rPr>
      </w:r>
    </w:p>
    <w:p w:rsidR="00000000" w:rsidDel="00000000" w:rsidP="00000000" w:rsidRDefault="00000000" w:rsidRPr="00000000" w14:paraId="0000029C">
      <w:pPr>
        <w:spacing w:after="240" w:line="240" w:lineRule="auto"/>
        <w:ind w:left="0" w:firstLine="0"/>
        <w:jc w:val="left"/>
        <w:rPr/>
      </w:pPr>
      <w:r w:rsidDel="00000000" w:rsidR="00000000" w:rsidRPr="00000000">
        <w:rPr>
          <w:rtl w:val="0"/>
        </w:rPr>
      </w:r>
    </w:p>
    <w:p w:rsidR="00000000" w:rsidDel="00000000" w:rsidP="00000000" w:rsidRDefault="00000000" w:rsidRPr="00000000" w14:paraId="0000029D">
      <w:pPr>
        <w:spacing w:after="240" w:line="240" w:lineRule="auto"/>
        <w:ind w:left="0" w:firstLine="0"/>
        <w:jc w:val="left"/>
        <w:rPr/>
      </w:pPr>
      <w:r w:rsidDel="00000000" w:rsidR="00000000" w:rsidRPr="00000000">
        <w:rPr>
          <w:rtl w:val="0"/>
        </w:rPr>
      </w:r>
    </w:p>
    <w:p w:rsidR="00000000" w:rsidDel="00000000" w:rsidP="00000000" w:rsidRDefault="00000000" w:rsidRPr="00000000" w14:paraId="0000029E">
      <w:pPr>
        <w:spacing w:after="240" w:line="240" w:lineRule="auto"/>
        <w:ind w:left="0" w:firstLine="0"/>
        <w:jc w:val="left"/>
        <w:rPr/>
      </w:pPr>
      <w:r w:rsidDel="00000000" w:rsidR="00000000" w:rsidRPr="00000000">
        <w:rPr>
          <w:rtl w:val="0"/>
        </w:rPr>
      </w:r>
    </w:p>
    <w:p w:rsidR="00000000" w:rsidDel="00000000" w:rsidP="00000000" w:rsidRDefault="00000000" w:rsidRPr="00000000" w14:paraId="0000029F">
      <w:pPr>
        <w:spacing w:after="240" w:line="240" w:lineRule="auto"/>
        <w:ind w:left="0" w:firstLine="0"/>
        <w:jc w:val="left"/>
        <w:rPr/>
      </w:pPr>
      <w:r w:rsidDel="00000000" w:rsidR="00000000" w:rsidRPr="00000000">
        <w:rPr>
          <w:rtl w:val="0"/>
        </w:rPr>
      </w:r>
    </w:p>
    <w:p w:rsidR="00000000" w:rsidDel="00000000" w:rsidP="00000000" w:rsidRDefault="00000000" w:rsidRPr="00000000" w14:paraId="000002A0">
      <w:pPr>
        <w:spacing w:after="240" w:line="240" w:lineRule="auto"/>
        <w:ind w:left="0" w:firstLine="0"/>
        <w:jc w:val="left"/>
        <w:rPr/>
      </w:pPr>
      <w:r w:rsidDel="00000000" w:rsidR="00000000" w:rsidRPr="00000000">
        <w:rPr>
          <w:rtl w:val="0"/>
        </w:rPr>
      </w:r>
    </w:p>
    <w:p w:rsidR="00000000" w:rsidDel="00000000" w:rsidP="00000000" w:rsidRDefault="00000000" w:rsidRPr="00000000" w14:paraId="000002A1">
      <w:pPr>
        <w:spacing w:after="240" w:line="240" w:lineRule="auto"/>
        <w:ind w:left="0" w:firstLine="0"/>
        <w:jc w:val="left"/>
        <w:rPr/>
      </w:pPr>
      <w:r w:rsidDel="00000000" w:rsidR="00000000" w:rsidRPr="00000000">
        <w:rPr>
          <w:rtl w:val="0"/>
        </w:rPr>
      </w:r>
    </w:p>
    <w:p w:rsidR="00000000" w:rsidDel="00000000" w:rsidP="00000000" w:rsidRDefault="00000000" w:rsidRPr="00000000" w14:paraId="000002A2">
      <w:pPr>
        <w:spacing w:after="240" w:line="240" w:lineRule="auto"/>
        <w:ind w:left="0" w:firstLine="0"/>
        <w:jc w:val="left"/>
        <w:rPr/>
      </w:pPr>
      <w:r w:rsidDel="00000000" w:rsidR="00000000" w:rsidRPr="00000000">
        <w:rPr>
          <w:rtl w:val="0"/>
        </w:rPr>
      </w:r>
    </w:p>
    <w:p w:rsidR="00000000" w:rsidDel="00000000" w:rsidP="00000000" w:rsidRDefault="00000000" w:rsidRPr="00000000" w14:paraId="000002A3">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A4">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A5">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6">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7">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8">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9">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BE">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F">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C0">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C1">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C2">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C3">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C4">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C5">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6" name="image13.jpg"/>
            <a:graphic>
              <a:graphicData uri="http://schemas.openxmlformats.org/drawingml/2006/picture">
                <pic:pic>
                  <pic:nvPicPr>
                    <pic:cNvPr id="0" name="image13.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8">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9">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A">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B">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C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CE">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CF">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D0">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D1">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7">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8">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2F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10"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B">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2FC">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2F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F">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0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78969"/>
            <wp:effectExtent b="0" l="0" r="0" t="0"/>
            <wp:docPr id="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031475" cy="2978969"/>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2">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03">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04">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comparação e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05">
      <w:pPr>
        <w:ind w:left="0" w:firstLine="0"/>
        <w:jc w:val="center"/>
        <w:rPr/>
      </w:pPr>
      <w:r w:rsidDel="00000000" w:rsidR="00000000" w:rsidRPr="00000000">
        <w:rPr>
          <w:rtl w:val="0"/>
        </w:rPr>
      </w:r>
    </w:p>
    <w:p w:rsidR="00000000" w:rsidDel="00000000" w:rsidP="00000000" w:rsidRDefault="00000000" w:rsidRPr="00000000" w14:paraId="00000306">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7">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08">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09">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0A">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0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 Diagrama UML de classes das classes de controle do Buggy AWD</w:t>
        <w:br w:type="textWrapping"/>
      </w:r>
      <w:r w:rsidDel="00000000" w:rsidR="00000000" w:rsidRPr="00000000">
        <w:rPr/>
        <w:drawing>
          <wp:inline distB="114300" distT="114300" distL="114300" distR="114300">
            <wp:extent cx="4264800" cy="3681912"/>
            <wp:effectExtent b="0" l="0" r="0" t="0"/>
            <wp:docPr id="22" name="image12.jpg"/>
            <a:graphic>
              <a:graphicData uri="http://schemas.openxmlformats.org/drawingml/2006/picture">
                <pic:pic>
                  <pic:nvPicPr>
                    <pic:cNvPr id="0" name="image12.jpg"/>
                    <pic:cNvPicPr preferRelativeResize="0"/>
                  </pic:nvPicPr>
                  <pic:blipFill>
                    <a:blip r:embed="rId32"/>
                    <a:srcRect b="1739" l="1165" r="1653" t="1641"/>
                    <a:stretch>
                      <a:fillRect/>
                    </a:stretch>
                  </pic:blipFill>
                  <pic:spPr>
                    <a:xfrm>
                      <a:off x="0" y="0"/>
                      <a:ext cx="4264800" cy="368191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D">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0E">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1"/>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6510"/>
        <w:tblGridChange w:id="0">
          <w:tblGrid>
            <w:gridCol w:w="1860"/>
            <w:gridCol w:w="6510"/>
          </w:tblGrid>
        </w:tblGridChange>
      </w:tblGrid>
      <w:tr>
        <w:trPr>
          <w:cantSplit w:val="0"/>
          <w:trHeight w:val="345" w:hRule="atLeast"/>
          <w:tblHeader w:val="0"/>
        </w:trPr>
        <w:tc>
          <w:tcPr>
            <w:vAlign w:val="center"/>
          </w:tcPr>
          <w:p w:rsidR="00000000" w:rsidDel="00000000" w:rsidP="00000000" w:rsidRDefault="00000000" w:rsidRPr="00000000" w14:paraId="0000030F">
            <w:pPr>
              <w:spacing w:before="0" w:line="240" w:lineRule="auto"/>
              <w:ind w:firstLine="0"/>
              <w:jc w:val="center"/>
              <w:rPr>
                <w:b w:val="1"/>
              </w:rPr>
            </w:pPr>
            <w:r w:rsidDel="00000000" w:rsidR="00000000" w:rsidRPr="00000000">
              <w:rPr>
                <w:b w:val="1"/>
                <w:rtl w:val="0"/>
              </w:rPr>
              <w:t xml:space="preserve">Classe</w:t>
            </w:r>
          </w:p>
        </w:tc>
        <w:tc>
          <w:tcPr>
            <w:vAlign w:val="center"/>
          </w:tcPr>
          <w:p w:rsidR="00000000" w:rsidDel="00000000" w:rsidP="00000000" w:rsidRDefault="00000000" w:rsidRPr="00000000" w14:paraId="00000310">
            <w:pPr>
              <w:spacing w:before="0" w:line="240" w:lineRule="auto"/>
              <w:ind w:firstLine="0"/>
              <w:jc w:val="center"/>
              <w:rPr>
                <w:b w:val="1"/>
              </w:rPr>
            </w:pPr>
            <w:r w:rsidDel="00000000" w:rsidR="00000000" w:rsidRPr="00000000">
              <w:rPr>
                <w:b w:val="1"/>
                <w:rtl w:val="0"/>
              </w:rPr>
              <w:t xml:space="preserve">Responsabilidade</w:t>
            </w:r>
          </w:p>
        </w:tc>
      </w:tr>
      <w:tr>
        <w:trPr>
          <w:cantSplit w:val="0"/>
          <w:trHeight w:val="1395" w:hRule="atLeast"/>
          <w:tblHeader w:val="0"/>
        </w:trPr>
        <w:tc>
          <w:tcPr>
            <w:vAlign w:val="center"/>
          </w:tcPr>
          <w:p w:rsidR="00000000" w:rsidDel="00000000" w:rsidP="00000000" w:rsidRDefault="00000000" w:rsidRPr="00000000" w14:paraId="00000311">
            <w:pPr>
              <w:spacing w:before="0" w:line="240" w:lineRule="auto"/>
              <w:ind w:firstLine="0"/>
              <w:jc w:val="center"/>
              <w:rPr/>
            </w:pPr>
            <w:r w:rsidDel="00000000" w:rsidR="00000000" w:rsidRPr="00000000">
              <w:rPr>
                <w:rtl w:val="0"/>
              </w:rPr>
              <w:t xml:space="preserve">SensoresLinha</w:t>
            </w:r>
            <w:r w:rsidDel="00000000" w:rsidR="00000000" w:rsidRPr="00000000">
              <w:rPr>
                <w:rtl w:val="0"/>
              </w:rPr>
            </w:r>
          </w:p>
        </w:tc>
        <w:tc>
          <w:tcPr>
            <w:vAlign w:val="center"/>
          </w:tcPr>
          <w:p w:rsidR="00000000" w:rsidDel="00000000" w:rsidP="00000000" w:rsidRDefault="00000000" w:rsidRPr="00000000" w14:paraId="00000312">
            <w:pPr>
              <w:spacing w:before="0" w:line="240" w:lineRule="auto"/>
              <w:ind w:firstLine="0"/>
              <w:rPr/>
            </w:pPr>
            <w:r w:rsidDel="00000000" w:rsidR="00000000" w:rsidRPr="00000000">
              <w:rPr>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1155" w:hRule="atLeast"/>
          <w:tblHeader w:val="0"/>
        </w:trPr>
        <w:tc>
          <w:tcPr>
            <w:vAlign w:val="center"/>
          </w:tcPr>
          <w:p w:rsidR="00000000" w:rsidDel="00000000" w:rsidP="00000000" w:rsidRDefault="00000000" w:rsidRPr="00000000" w14:paraId="00000313">
            <w:pPr>
              <w:spacing w:before="0" w:line="240" w:lineRule="auto"/>
              <w:ind w:firstLine="0"/>
              <w:jc w:val="center"/>
              <w:rPr/>
            </w:pPr>
            <w:r w:rsidDel="00000000" w:rsidR="00000000" w:rsidRPr="00000000">
              <w:rPr>
                <w:rtl w:val="0"/>
              </w:rPr>
              <w:t xml:space="preserve">Motores</w:t>
            </w:r>
          </w:p>
        </w:tc>
        <w:tc>
          <w:tcPr>
            <w:vAlign w:val="center"/>
          </w:tcPr>
          <w:p w:rsidR="00000000" w:rsidDel="00000000" w:rsidP="00000000" w:rsidRDefault="00000000" w:rsidRPr="00000000" w14:paraId="00000314">
            <w:pPr>
              <w:spacing w:before="0" w:line="240" w:lineRule="auto"/>
              <w:ind w:firstLine="0"/>
              <w:rPr/>
            </w:pPr>
            <w:r w:rsidDel="00000000" w:rsidR="00000000" w:rsidRPr="00000000">
              <w:rPr>
                <w:rtl w:val="0"/>
              </w:rPr>
              <w:t xml:space="preserve">Esta classe faz o controle dos motores utilizando o PWM interno do ESP 32, disponibilizando métodos para a movimentação do carrinho em todas as direções.</w:t>
            </w:r>
          </w:p>
        </w:tc>
      </w:tr>
      <w:tr>
        <w:trPr>
          <w:cantSplit w:val="0"/>
          <w:trHeight w:val="1545" w:hRule="atLeast"/>
          <w:tblHeader w:val="0"/>
        </w:trPr>
        <w:tc>
          <w:tcPr>
            <w:vAlign w:val="center"/>
          </w:tcPr>
          <w:p w:rsidR="00000000" w:rsidDel="00000000" w:rsidP="00000000" w:rsidRDefault="00000000" w:rsidRPr="00000000" w14:paraId="00000315">
            <w:pPr>
              <w:spacing w:before="0" w:line="240" w:lineRule="auto"/>
              <w:ind w:firstLine="0"/>
              <w:jc w:val="center"/>
              <w:rPr/>
            </w:pPr>
            <w:r w:rsidDel="00000000" w:rsidR="00000000" w:rsidRPr="00000000">
              <w:rPr>
                <w:rtl w:val="0"/>
              </w:rPr>
              <w:t xml:space="preserve">Ultrassom</w:t>
            </w:r>
          </w:p>
        </w:tc>
        <w:tc>
          <w:tcPr>
            <w:vAlign w:val="center"/>
          </w:tcPr>
          <w:p w:rsidR="00000000" w:rsidDel="00000000" w:rsidP="00000000" w:rsidRDefault="00000000" w:rsidRPr="00000000" w14:paraId="00000316">
            <w:pPr>
              <w:spacing w:before="0" w:line="240" w:lineRule="auto"/>
              <w:ind w:firstLine="0"/>
              <w:rPr/>
            </w:pPr>
            <w:r w:rsidDel="00000000" w:rsidR="00000000" w:rsidRPr="00000000">
              <w:rPr>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1103.90625" w:hRule="atLeast"/>
          <w:tblHeader w:val="0"/>
        </w:trPr>
        <w:tc>
          <w:tcPr>
            <w:vAlign w:val="center"/>
          </w:tcPr>
          <w:p w:rsidR="00000000" w:rsidDel="00000000" w:rsidP="00000000" w:rsidRDefault="00000000" w:rsidRPr="00000000" w14:paraId="00000317">
            <w:pPr>
              <w:spacing w:before="0" w:line="240" w:lineRule="auto"/>
              <w:ind w:firstLine="0"/>
              <w:jc w:val="center"/>
              <w:rPr/>
            </w:pPr>
            <w:r w:rsidDel="00000000" w:rsidR="00000000" w:rsidRPr="00000000">
              <w:rPr>
                <w:rtl w:val="0"/>
              </w:rPr>
              <w:t xml:space="preserve">Encoder</w:t>
            </w:r>
          </w:p>
        </w:tc>
        <w:tc>
          <w:tcPr>
            <w:vAlign w:val="center"/>
          </w:tcPr>
          <w:p w:rsidR="00000000" w:rsidDel="00000000" w:rsidP="00000000" w:rsidRDefault="00000000" w:rsidRPr="00000000" w14:paraId="00000318">
            <w:pPr>
              <w:spacing w:before="0" w:line="240" w:lineRule="auto"/>
              <w:ind w:firstLine="0"/>
              <w:rPr/>
            </w:pPr>
            <w:r w:rsidDel="00000000" w:rsidR="00000000" w:rsidRPr="00000000">
              <w:rPr>
                <w:rtl w:val="0"/>
              </w:rPr>
              <w:t xml:space="preserve">Esta classe é utilizada para aferição da velocidade do carrinho, realizando o cálculo de RPM através do sensor ótico e disponibilizando um método para seu retorno.</w:t>
            </w:r>
          </w:p>
        </w:tc>
      </w:tr>
      <w:tr>
        <w:trPr>
          <w:cantSplit w:val="0"/>
          <w:trHeight w:val="1103.90625" w:hRule="atLeast"/>
          <w:tblHeader w:val="0"/>
        </w:trPr>
        <w:tc>
          <w:tcPr>
            <w:vAlign w:val="center"/>
          </w:tcPr>
          <w:p w:rsidR="00000000" w:rsidDel="00000000" w:rsidP="00000000" w:rsidRDefault="00000000" w:rsidRPr="00000000" w14:paraId="00000319">
            <w:pPr>
              <w:spacing w:before="0" w:line="240" w:lineRule="auto"/>
              <w:ind w:firstLine="0"/>
              <w:jc w:val="center"/>
              <w:rPr/>
            </w:pPr>
            <w:r w:rsidDel="00000000" w:rsidR="00000000" w:rsidRPr="00000000">
              <w:rPr>
                <w:rtl w:val="0"/>
              </w:rPr>
              <w:t xml:space="preserve">Baterias</w:t>
            </w:r>
          </w:p>
        </w:tc>
        <w:tc>
          <w:tcPr>
            <w:vAlign w:val="center"/>
          </w:tcPr>
          <w:p w:rsidR="00000000" w:rsidDel="00000000" w:rsidP="00000000" w:rsidRDefault="00000000" w:rsidRPr="00000000" w14:paraId="0000031A">
            <w:pPr>
              <w:spacing w:before="0" w:line="240" w:lineRule="auto"/>
              <w:ind w:firstLine="0"/>
              <w:rPr/>
            </w:pPr>
            <w:r w:rsidDel="00000000" w:rsidR="00000000" w:rsidRPr="00000000">
              <w:rPr>
                <w:rtl w:val="0"/>
              </w:rPr>
              <w:t xml:space="preserve">Tem como responsabilidade o monitoramento das baterias presentes no carrinho, utilizando o ADC interno do ESP 32, fornecendo as tensões em métodos de retorno.</w:t>
            </w:r>
          </w:p>
        </w:tc>
      </w:tr>
    </w:tbl>
    <w:p w:rsidR="00000000" w:rsidDel="00000000" w:rsidP="00000000" w:rsidRDefault="00000000" w:rsidRPr="00000000" w14:paraId="0000031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C">
      <w:pPr>
        <w:spacing w:line="360" w:lineRule="auto"/>
        <w:rPr/>
      </w:pPr>
      <w:r w:rsidDel="00000000" w:rsidR="00000000" w:rsidRPr="00000000">
        <w:rPr>
          <w:rtl w:val="0"/>
        </w:rPr>
      </w:r>
    </w:p>
    <w:p w:rsidR="00000000" w:rsidDel="00000000" w:rsidP="00000000" w:rsidRDefault="00000000" w:rsidRPr="00000000" w14:paraId="0000031D">
      <w:pPr>
        <w:spacing w:line="360" w:lineRule="auto"/>
        <w:rPr/>
      </w:pPr>
      <w:r w:rsidDel="00000000" w:rsidR="00000000" w:rsidRPr="00000000">
        <w:rPr>
          <w:rtl w:val="0"/>
        </w:rPr>
        <w:t xml:space="preserve">Falar separadamente sobre </w:t>
      </w:r>
      <w:r w:rsidDel="00000000" w:rsidR="00000000" w:rsidRPr="00000000">
        <w:rPr>
          <w:rtl w:val="0"/>
        </w:rPr>
        <w:t xml:space="preserve">SensoresLinha</w:t>
      </w:r>
      <w:r w:rsidDel="00000000" w:rsidR="00000000" w:rsidRPr="00000000">
        <w:rPr>
          <w:rtl w:val="0"/>
        </w:rPr>
        <w:t xml:space="preserve"> por conta do timer e da contagem de sinais</w:t>
      </w:r>
    </w:p>
    <w:p w:rsidR="00000000" w:rsidDel="00000000" w:rsidP="00000000" w:rsidRDefault="00000000" w:rsidRPr="00000000" w14:paraId="0000031E">
      <w:pPr>
        <w:rPr/>
      </w:pPr>
      <w:r w:rsidDel="00000000" w:rsidR="00000000" w:rsidRPr="00000000">
        <w:rPr>
          <w:rtl w:val="0"/>
        </w:rPr>
        <w:t xml:space="preserve">Falar separadamente sobre Motores por conta do duty cycle e PWM</w:t>
      </w:r>
    </w:p>
    <w:p w:rsidR="00000000" w:rsidDel="00000000" w:rsidP="00000000" w:rsidRDefault="00000000" w:rsidRPr="00000000" w14:paraId="0000031F">
      <w:pPr>
        <w:rPr/>
      </w:pPr>
      <w:r w:rsidDel="00000000" w:rsidR="00000000" w:rsidRPr="00000000">
        <w:rPr>
          <w:rtl w:val="0"/>
        </w:rPr>
        <w:t xml:space="preserve">Falar separadamente sobre Ultrassom por conta do timer e do cálculo de distância</w:t>
      </w:r>
    </w:p>
    <w:p w:rsidR="00000000" w:rsidDel="00000000" w:rsidP="00000000" w:rsidRDefault="00000000" w:rsidRPr="00000000" w14:paraId="00000320">
      <w:pPr>
        <w:rPr/>
      </w:pPr>
      <w:r w:rsidDel="00000000" w:rsidR="00000000" w:rsidRPr="00000000">
        <w:rPr>
          <w:rtl w:val="0"/>
        </w:rPr>
        <w:t xml:space="preserve">Falar separadamente sobre Encoder por conta da interrupção e do cálculo de velocidade</w:t>
      </w:r>
    </w:p>
    <w:p w:rsidR="00000000" w:rsidDel="00000000" w:rsidP="00000000" w:rsidRDefault="00000000" w:rsidRPr="00000000" w14:paraId="00000321">
      <w:pPr>
        <w:rPr/>
      </w:pPr>
      <w:r w:rsidDel="00000000" w:rsidR="00000000" w:rsidRPr="00000000">
        <w:rPr>
          <w:rtl w:val="0"/>
        </w:rPr>
        <w:t xml:space="preserve">Falar separadamente sobre Baterias por conta do timer e do ADC para cálculo da tensão</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spacing w:line="360" w:lineRule="auto"/>
        <w:ind w:left="0" w:firstLine="0"/>
        <w:rPr/>
      </w:pPr>
      <w:r w:rsidDel="00000000" w:rsidR="00000000" w:rsidRPr="00000000">
        <w:rPr>
          <w:rtl w:val="0"/>
        </w:rPr>
      </w:r>
    </w:p>
    <w:p w:rsidR="00000000" w:rsidDel="00000000" w:rsidP="00000000" w:rsidRDefault="00000000" w:rsidRPr="00000000" w14:paraId="00000324">
      <w:pPr>
        <w:spacing w:line="360" w:lineRule="auto"/>
        <w:rPr/>
      </w:pPr>
      <w:r w:rsidDel="00000000" w:rsidR="00000000" w:rsidRPr="00000000">
        <w:rPr>
          <w:rtl w:val="0"/>
        </w:rPr>
        <w:t xml:space="preserve">Falar sobre cada função ou dar uma ideia geral do funcionamento?</w:t>
      </w:r>
      <w:sdt>
        <w:sdtPr>
          <w:tag w:val="goog_rdk_0"/>
        </w:sdtPr>
        <w:sdtContent>
          <w:ins w:author="Renan Augusto Starke" w:id="0" w:date="2022-11-22T20:45:30Z">
            <w:r w:rsidDel="00000000" w:rsidR="00000000" w:rsidRPr="00000000">
              <w:rPr>
                <w:rtl w:val="0"/>
              </w:rPr>
              <w:t xml:space="preserve"> Fale de modo geral especificando partes do código que julgares críticas: interrupções, etc…   Sugiro colocar o código no repositório ou ANEXO. </w:t>
            </w:r>
          </w:ins>
        </w:sdtContent>
      </w:sdt>
      <w:r w:rsidDel="00000000" w:rsidR="00000000" w:rsidRPr="00000000">
        <w:rPr>
          <w:rtl w:val="0"/>
        </w:rPr>
      </w:r>
    </w:p>
    <w:p w:rsidR="00000000" w:rsidDel="00000000" w:rsidP="00000000" w:rsidRDefault="00000000" w:rsidRPr="00000000" w14:paraId="00000325">
      <w:pPr>
        <w:spacing w:line="360" w:lineRule="auto"/>
        <w:rPr/>
      </w:pPr>
      <w:r w:rsidDel="00000000" w:rsidR="00000000" w:rsidRPr="00000000">
        <w:rPr>
          <w:rtl w:val="0"/>
        </w:rPr>
        <w:t xml:space="preserve">se for de cada função, posso colocar o código?</w:t>
      </w:r>
      <w:sdt>
        <w:sdtPr>
          <w:tag w:val="goog_rdk_1"/>
        </w:sdtPr>
        <w:sdtContent>
          <w:ins w:author="Renan Augusto Starke" w:id="1" w:date="2022-11-22T20:46:36Z">
            <w:r w:rsidDel="00000000" w:rsidR="00000000" w:rsidRPr="00000000">
              <w:rPr>
                <w:rtl w:val="0"/>
              </w:rPr>
              <w:t xml:space="preserve"> Sim, partes principais.</w:t>
            </w:r>
          </w:ins>
        </w:sdtContent>
      </w:sdt>
      <w:r w:rsidDel="00000000" w:rsidR="00000000" w:rsidRPr="00000000">
        <w:rPr>
          <w:rtl w:val="0"/>
        </w:rPr>
      </w:r>
    </w:p>
    <w:p w:rsidR="00000000" w:rsidDel="00000000" w:rsidP="00000000" w:rsidRDefault="00000000" w:rsidRPr="00000000" w14:paraId="00000326">
      <w:pPr>
        <w:spacing w:line="360" w:lineRule="auto"/>
        <w:rPr/>
      </w:pPr>
      <w:r w:rsidDel="00000000" w:rsidR="00000000" w:rsidRPr="00000000">
        <w:rPr>
          <w:rtl w:val="0"/>
        </w:rPr>
        <w:t xml:space="preserve">Diagrama de classes está bom?</w:t>
      </w:r>
      <w:sdt>
        <w:sdtPr>
          <w:tag w:val="goog_rdk_2"/>
        </w:sdtPr>
        <w:sdtContent>
          <w:ins w:author="Renan Augusto Starke" w:id="2" w:date="2022-11-22T20:44:55Z">
            <w:r w:rsidDel="00000000" w:rsidR="00000000" w:rsidRPr="00000000">
              <w:rPr>
                <w:rtl w:val="0"/>
              </w:rPr>
              <w:t xml:space="preserve"> Sim, relacionar partes principais do código com o diagrama de classe.</w:t>
            </w:r>
          </w:ins>
        </w:sdtContent>
      </w:sdt>
      <w:r w:rsidDel="00000000" w:rsidR="00000000" w:rsidRPr="00000000">
        <w:rPr>
          <w:rtl w:val="0"/>
        </w:rPr>
      </w:r>
    </w:p>
    <w:p w:rsidR="00000000" w:rsidDel="00000000" w:rsidP="00000000" w:rsidRDefault="00000000" w:rsidRPr="00000000" w14:paraId="00000327">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2A">
      <w:pPr>
        <w:spacing w:line="360" w:lineRule="auto"/>
        <w:rPr/>
      </w:pPr>
      <w:r w:rsidDel="00000000" w:rsidR="00000000" w:rsidRPr="00000000">
        <w:rPr>
          <w:rtl w:val="0"/>
        </w:rPr>
      </w:r>
    </w:p>
    <w:p w:rsidR="00000000" w:rsidDel="00000000" w:rsidP="00000000" w:rsidRDefault="00000000" w:rsidRPr="00000000" w14:paraId="0000032B">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2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2D">
      <w:pPr>
        <w:spacing w:line="360" w:lineRule="auto"/>
        <w:rPr/>
      </w:pPr>
      <w:r w:rsidDel="00000000" w:rsidR="00000000" w:rsidRPr="00000000">
        <w:rPr>
          <w:rtl w:val="0"/>
        </w:rPr>
      </w:r>
    </w:p>
    <w:p w:rsidR="00000000" w:rsidDel="00000000" w:rsidP="00000000" w:rsidRDefault="00000000" w:rsidRPr="00000000" w14:paraId="0000032E">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3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1">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32">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3">
      <w:pPr>
        <w:spacing w:line="360" w:lineRule="auto"/>
        <w:rPr/>
      </w:pPr>
      <w:r w:rsidDel="00000000" w:rsidR="00000000" w:rsidRPr="00000000">
        <w:rPr>
          <w:rtl w:val="0"/>
        </w:rPr>
      </w:r>
    </w:p>
    <w:p w:rsidR="00000000" w:rsidDel="00000000" w:rsidP="00000000" w:rsidRDefault="00000000" w:rsidRPr="00000000" w14:paraId="00000334">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3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9">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F">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40">
      <w:pPr>
        <w:spacing w:line="240" w:lineRule="auto"/>
        <w:ind w:firstLine="0"/>
        <w:jc w:val="left"/>
        <w:rPr/>
      </w:pPr>
      <w:r w:rsidDel="00000000" w:rsidR="00000000" w:rsidRPr="00000000">
        <w:rPr>
          <w:rtl w:val="0"/>
        </w:rPr>
      </w:r>
    </w:p>
    <w:p w:rsidR="00000000" w:rsidDel="00000000" w:rsidP="00000000" w:rsidRDefault="00000000" w:rsidRPr="00000000" w14:paraId="00000341">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43">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44">
      <w:pPr>
        <w:spacing w:before="0" w:line="240" w:lineRule="auto"/>
        <w:ind w:firstLine="0"/>
        <w:jc w:val="left"/>
        <w:rPr/>
      </w:pPr>
      <w:r w:rsidDel="00000000" w:rsidR="00000000" w:rsidRPr="00000000">
        <w:rPr>
          <w:rtl w:val="0"/>
        </w:rPr>
      </w:r>
    </w:p>
    <w:p w:rsidR="00000000" w:rsidDel="00000000" w:rsidP="00000000" w:rsidRDefault="00000000" w:rsidRPr="00000000" w14:paraId="00000345">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46">
      <w:pPr>
        <w:spacing w:before="0" w:line="240" w:lineRule="auto"/>
        <w:ind w:firstLine="0"/>
        <w:jc w:val="left"/>
        <w:rPr/>
      </w:pPr>
      <w:r w:rsidDel="00000000" w:rsidR="00000000" w:rsidRPr="00000000">
        <w:rPr>
          <w:rtl w:val="0"/>
        </w:rPr>
      </w:r>
    </w:p>
    <w:p w:rsidR="00000000" w:rsidDel="00000000" w:rsidP="00000000" w:rsidRDefault="00000000" w:rsidRPr="00000000" w14:paraId="00000347">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48">
      <w:pPr>
        <w:spacing w:before="0" w:line="240" w:lineRule="auto"/>
        <w:ind w:firstLine="0"/>
        <w:jc w:val="left"/>
        <w:rPr/>
      </w:pPr>
      <w:r w:rsidDel="00000000" w:rsidR="00000000" w:rsidRPr="00000000">
        <w:rPr>
          <w:rtl w:val="0"/>
        </w:rPr>
      </w:r>
    </w:p>
    <w:p w:rsidR="00000000" w:rsidDel="00000000" w:rsidP="00000000" w:rsidRDefault="00000000" w:rsidRPr="00000000" w14:paraId="00000349">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4A">
      <w:pPr>
        <w:spacing w:before="0" w:line="240" w:lineRule="auto"/>
        <w:ind w:firstLine="0"/>
        <w:jc w:val="left"/>
        <w:rPr/>
      </w:pPr>
      <w:r w:rsidDel="00000000" w:rsidR="00000000" w:rsidRPr="00000000">
        <w:rPr>
          <w:rtl w:val="0"/>
        </w:rPr>
      </w:r>
    </w:p>
    <w:p w:rsidR="00000000" w:rsidDel="00000000" w:rsidP="00000000" w:rsidRDefault="00000000" w:rsidRPr="00000000" w14:paraId="0000034B">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4C">
      <w:pPr>
        <w:spacing w:before="0" w:line="240" w:lineRule="auto"/>
        <w:ind w:firstLine="0"/>
        <w:jc w:val="left"/>
        <w:rPr/>
      </w:pPr>
      <w:r w:rsidDel="00000000" w:rsidR="00000000" w:rsidRPr="00000000">
        <w:rPr>
          <w:rtl w:val="0"/>
        </w:rPr>
      </w:r>
    </w:p>
    <w:p w:rsidR="00000000" w:rsidDel="00000000" w:rsidP="00000000" w:rsidRDefault="00000000" w:rsidRPr="00000000" w14:paraId="0000034D">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4E">
      <w:pPr>
        <w:spacing w:before="0" w:line="240" w:lineRule="auto"/>
        <w:ind w:firstLine="0"/>
        <w:jc w:val="left"/>
        <w:rPr/>
      </w:pPr>
      <w:r w:rsidDel="00000000" w:rsidR="00000000" w:rsidRPr="00000000">
        <w:rPr>
          <w:rtl w:val="0"/>
        </w:rPr>
      </w:r>
    </w:p>
    <w:p w:rsidR="00000000" w:rsidDel="00000000" w:rsidP="00000000" w:rsidRDefault="00000000" w:rsidRPr="00000000" w14:paraId="0000034F">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50">
      <w:pPr>
        <w:spacing w:before="0" w:line="240" w:lineRule="auto"/>
        <w:ind w:firstLine="0"/>
        <w:jc w:val="left"/>
        <w:rPr/>
      </w:pPr>
      <w:r w:rsidDel="00000000" w:rsidR="00000000" w:rsidRPr="00000000">
        <w:rPr>
          <w:rtl w:val="0"/>
        </w:rPr>
      </w:r>
    </w:p>
    <w:p w:rsidR="00000000" w:rsidDel="00000000" w:rsidP="00000000" w:rsidRDefault="00000000" w:rsidRPr="00000000" w14:paraId="00000351">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52">
      <w:pPr>
        <w:spacing w:before="0" w:line="240" w:lineRule="auto"/>
        <w:ind w:firstLine="0"/>
        <w:jc w:val="left"/>
        <w:rPr/>
      </w:pPr>
      <w:r w:rsidDel="00000000" w:rsidR="00000000" w:rsidRPr="00000000">
        <w:rPr>
          <w:rtl w:val="0"/>
        </w:rPr>
      </w:r>
    </w:p>
    <w:p w:rsidR="00000000" w:rsidDel="00000000" w:rsidP="00000000" w:rsidRDefault="00000000" w:rsidRPr="00000000" w14:paraId="00000353">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54">
      <w:pPr>
        <w:spacing w:before="0" w:line="240" w:lineRule="auto"/>
        <w:ind w:firstLine="0"/>
        <w:jc w:val="left"/>
        <w:rPr/>
      </w:pPr>
      <w:r w:rsidDel="00000000" w:rsidR="00000000" w:rsidRPr="00000000">
        <w:rPr>
          <w:rtl w:val="0"/>
        </w:rPr>
      </w:r>
    </w:p>
    <w:p w:rsidR="00000000" w:rsidDel="00000000" w:rsidP="00000000" w:rsidRDefault="00000000" w:rsidRPr="00000000" w14:paraId="00000355">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56">
      <w:pPr>
        <w:spacing w:before="0" w:line="240" w:lineRule="auto"/>
        <w:ind w:firstLine="0"/>
        <w:jc w:val="left"/>
        <w:rPr/>
      </w:pPr>
      <w:r w:rsidDel="00000000" w:rsidR="00000000" w:rsidRPr="00000000">
        <w:rPr>
          <w:rtl w:val="0"/>
        </w:rPr>
      </w:r>
    </w:p>
    <w:p w:rsidR="00000000" w:rsidDel="00000000" w:rsidP="00000000" w:rsidRDefault="00000000" w:rsidRPr="00000000" w14:paraId="00000357">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58">
      <w:pPr>
        <w:spacing w:before="0" w:line="240" w:lineRule="auto"/>
        <w:ind w:firstLine="0"/>
        <w:jc w:val="left"/>
        <w:rPr/>
      </w:pPr>
      <w:r w:rsidDel="00000000" w:rsidR="00000000" w:rsidRPr="00000000">
        <w:rPr>
          <w:rtl w:val="0"/>
        </w:rPr>
      </w:r>
    </w:p>
    <w:p w:rsidR="00000000" w:rsidDel="00000000" w:rsidP="00000000" w:rsidRDefault="00000000" w:rsidRPr="00000000" w14:paraId="00000359">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5A">
      <w:pPr>
        <w:spacing w:before="0" w:line="240" w:lineRule="auto"/>
        <w:ind w:firstLine="0"/>
        <w:jc w:val="left"/>
        <w:rPr/>
      </w:pPr>
      <w:r w:rsidDel="00000000" w:rsidR="00000000" w:rsidRPr="00000000">
        <w:rPr>
          <w:rtl w:val="0"/>
        </w:rPr>
      </w:r>
    </w:p>
    <w:p w:rsidR="00000000" w:rsidDel="00000000" w:rsidP="00000000" w:rsidRDefault="00000000" w:rsidRPr="00000000" w14:paraId="0000035B">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5C">
      <w:pPr>
        <w:spacing w:before="0" w:line="240" w:lineRule="auto"/>
        <w:ind w:firstLine="0"/>
        <w:jc w:val="left"/>
        <w:rPr/>
      </w:pPr>
      <w:r w:rsidDel="00000000" w:rsidR="00000000" w:rsidRPr="00000000">
        <w:rPr>
          <w:rtl w:val="0"/>
        </w:rPr>
      </w:r>
    </w:p>
    <w:p w:rsidR="00000000" w:rsidDel="00000000" w:rsidP="00000000" w:rsidRDefault="00000000" w:rsidRPr="00000000" w14:paraId="0000035D">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5E">
      <w:pPr>
        <w:spacing w:before="0" w:line="240" w:lineRule="auto"/>
        <w:ind w:firstLine="0"/>
        <w:jc w:val="left"/>
        <w:rPr/>
      </w:pPr>
      <w:r w:rsidDel="00000000" w:rsidR="00000000" w:rsidRPr="00000000">
        <w:rPr>
          <w:rtl w:val="0"/>
        </w:rPr>
      </w:r>
    </w:p>
    <w:p w:rsidR="00000000" w:rsidDel="00000000" w:rsidP="00000000" w:rsidRDefault="00000000" w:rsidRPr="00000000" w14:paraId="0000035F">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6">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B">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D">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F">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70">
      <w:pPr>
        <w:spacing w:line="240" w:lineRule="auto"/>
        <w:ind w:firstLine="0"/>
        <w:jc w:val="left"/>
        <w:rPr/>
      </w:pPr>
      <w:r w:rsidDel="00000000" w:rsidR="00000000" w:rsidRPr="00000000">
        <w:rPr>
          <w:rtl w:val="0"/>
        </w:rPr>
      </w:r>
    </w:p>
    <w:p w:rsidR="00000000" w:rsidDel="00000000" w:rsidP="00000000" w:rsidRDefault="00000000" w:rsidRPr="00000000" w14:paraId="00000371">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72">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73">
      <w:pPr>
        <w:spacing w:line="240" w:lineRule="auto"/>
        <w:ind w:firstLine="0"/>
        <w:jc w:val="left"/>
        <w:rPr/>
      </w:pPr>
      <w:r w:rsidDel="00000000" w:rsidR="00000000" w:rsidRPr="00000000">
        <w:rPr>
          <w:rtl w:val="0"/>
        </w:rPr>
      </w:r>
    </w:p>
    <w:p w:rsidR="00000000" w:rsidDel="00000000" w:rsidP="00000000" w:rsidRDefault="00000000" w:rsidRPr="00000000" w14:paraId="00000374">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75">
      <w:pPr>
        <w:spacing w:line="240" w:lineRule="auto"/>
        <w:ind w:firstLine="0"/>
        <w:jc w:val="left"/>
        <w:rPr/>
      </w:pPr>
      <w:r w:rsidDel="00000000" w:rsidR="00000000" w:rsidRPr="00000000">
        <w:rPr>
          <w:rtl w:val="0"/>
        </w:rPr>
      </w:r>
    </w:p>
    <w:p w:rsidR="00000000" w:rsidDel="00000000" w:rsidP="00000000" w:rsidRDefault="00000000" w:rsidRPr="00000000" w14:paraId="00000376">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8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8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8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8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8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8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3"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1.png"/><Relationship Id="rId30" Type="http://schemas.openxmlformats.org/officeDocument/2006/relationships/image" Target="media/image18.png"/><Relationship Id="rId11" Type="http://schemas.openxmlformats.org/officeDocument/2006/relationships/hyperlink" Target="http://ficha.florianopolis.ifsc.edu.br/" TargetMode="External"/><Relationship Id="rId33" Type="http://schemas.openxmlformats.org/officeDocument/2006/relationships/header" Target="header3.xml"/><Relationship Id="rId10" Type="http://schemas.openxmlformats.org/officeDocument/2006/relationships/footer" Target="footer2.xml"/><Relationship Id="rId32" Type="http://schemas.openxmlformats.org/officeDocument/2006/relationships/image" Target="media/image12.jp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4.png"/><Relationship Id="rId18"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DQgeYpG6u1xZ/EDExWuDR1IEbg==">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